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68468F" w14:textId="54058E2D" w:rsidR="002E41AE" w:rsidRDefault="00805EE1" w:rsidP="00DD7FAA">
      <w:pPr>
        <w:pStyle w:val="Geenafstand"/>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Geenafstand"/>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B646E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B646E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B646E5"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B646E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B646E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B646E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Geenafstand"/>
        <w:spacing w:line="360" w:lineRule="auto"/>
        <w:jc w:val="center"/>
        <w:rPr>
          <w:b/>
          <w:bCs/>
          <w:u w:val="single"/>
        </w:rPr>
      </w:pPr>
    </w:p>
    <w:p w14:paraId="2856D9A9" w14:textId="77777777" w:rsidR="007E08B9" w:rsidRPr="00DD7FAA" w:rsidRDefault="007E08B9" w:rsidP="00DD7FAA">
      <w:pPr>
        <w:pStyle w:val="Geenafstand"/>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jsttabel4-Accent5"/>
        <w:tblW w:w="8926" w:type="dxa"/>
        <w:tblLook w:val="0420" w:firstRow="1" w:lastRow="0" w:firstColumn="0" w:lastColumn="0" w:noHBand="0" w:noVBand="1"/>
      </w:tblPr>
      <w:tblGrid>
        <w:gridCol w:w="736"/>
        <w:gridCol w:w="1065"/>
        <w:gridCol w:w="1559"/>
        <w:gridCol w:w="941"/>
        <w:gridCol w:w="1126"/>
        <w:gridCol w:w="1053"/>
        <w:gridCol w:w="1111"/>
        <w:gridCol w:w="1425"/>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 xml:space="preserve">Antibiotic </w:t>
            </w:r>
            <w:commentRangeStart w:id="1"/>
            <w:r>
              <w:rPr>
                <w:bCs w:val="0"/>
                <w:lang w:eastAsia="en-GB"/>
              </w:rPr>
              <w:t>Resistance</w:t>
            </w:r>
            <w:commentRangeEnd w:id="1"/>
            <w:r w:rsidR="00BF018F">
              <w:rPr>
                <w:rStyle w:val="Verwijzingopmerking"/>
                <w:b w:val="0"/>
                <w:bCs w:val="0"/>
                <w:color w:val="auto"/>
              </w:rPr>
              <w:commentReference w:id="1"/>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commentRangeStart w:id="2"/>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commentRangeEnd w:id="2"/>
            <w:r w:rsidR="00BF018F">
              <w:rPr>
                <w:rStyle w:val="Verwijzingopmerking"/>
              </w:rPr>
              <w:commentReference w:id="2"/>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Geenafstand"/>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Geenafstand"/>
        <w:spacing w:line="360" w:lineRule="auto"/>
        <w:jc w:val="both"/>
        <w:rPr>
          <w:rFonts w:cstheme="minorHAnsi"/>
        </w:rPr>
      </w:pPr>
    </w:p>
    <w:p w14:paraId="4A45E143" w14:textId="5ADF0C6C" w:rsidR="00F203E0" w:rsidRPr="00F53BAC" w:rsidRDefault="0001247B" w:rsidP="00E42912">
      <w:pPr>
        <w:pStyle w:val="Geenafstand"/>
        <w:numPr>
          <w:ilvl w:val="0"/>
          <w:numId w:val="10"/>
        </w:numPr>
        <w:spacing w:line="360" w:lineRule="auto"/>
        <w:jc w:val="both"/>
        <w:rPr>
          <w:rFonts w:cstheme="minorHAnsi"/>
          <w:i/>
          <w:iCs/>
        </w:rPr>
      </w:pPr>
      <w:r w:rsidRPr="00E65D4D">
        <w:rPr>
          <w:rFonts w:cstheme="minorHAnsi"/>
          <w:i/>
          <w:iCs/>
        </w:rPr>
        <w:t xml:space="preserve">Relative changes </w:t>
      </w:r>
      <w:bookmarkStart w:id="3"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Geenafstand"/>
        <w:spacing w:line="360" w:lineRule="auto"/>
        <w:jc w:val="both"/>
        <w:rPr>
          <w:rFonts w:cstheme="minorHAnsi"/>
          <w:b/>
          <w:bCs/>
          <w:u w:val="single"/>
        </w:rPr>
      </w:pPr>
    </w:p>
    <w:p w14:paraId="293ADD59" w14:textId="1DE84CFE" w:rsidR="00D37D5A" w:rsidRPr="00E42912" w:rsidRDefault="00F203E0" w:rsidP="00F203E0">
      <w:pPr>
        <w:pStyle w:val="Geenafstand"/>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Geenafstand"/>
        <w:spacing w:line="360" w:lineRule="auto"/>
        <w:jc w:val="both"/>
        <w:rPr>
          <w:rFonts w:cstheme="minorHAnsi"/>
        </w:rPr>
      </w:pPr>
    </w:p>
    <w:p w14:paraId="1EE7A6D0" w14:textId="77777777" w:rsidR="007E08B9" w:rsidRPr="00C80B55" w:rsidRDefault="007E08B9" w:rsidP="00FB571F">
      <w:pPr>
        <w:pStyle w:val="Geenafstand"/>
        <w:spacing w:line="360" w:lineRule="auto"/>
        <w:jc w:val="both"/>
        <w:rPr>
          <w:rFonts w:cstheme="minorHAnsi"/>
        </w:rPr>
      </w:pPr>
    </w:p>
    <w:p w14:paraId="30C4C0EC" w14:textId="3BE165D6" w:rsidR="00466CBD" w:rsidRPr="00E65D4D" w:rsidRDefault="00E66B90" w:rsidP="00466CBD">
      <w:pPr>
        <w:pStyle w:val="Geenafstand"/>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Geenafstand"/>
        <w:spacing w:line="360" w:lineRule="auto"/>
        <w:jc w:val="both"/>
        <w:rPr>
          <w:rFonts w:cstheme="minorHAnsi"/>
          <w:b/>
          <w:bCs/>
          <w:u w:val="single"/>
        </w:rPr>
      </w:pPr>
    </w:p>
    <w:p w14:paraId="6BDBBE6C" w14:textId="7E43440D" w:rsidR="005E0D9E" w:rsidRPr="000F0834" w:rsidRDefault="00466CBD" w:rsidP="001D5C8D">
      <w:pPr>
        <w:pStyle w:val="Geenafstand"/>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3"/>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0DECBC0A" w:rsidR="00233D0F" w:rsidRPr="00E15838" w:rsidRDefault="00E15838" w:rsidP="001D5C8D">
      <w:pPr>
        <w:spacing w:after="0" w:line="360" w:lineRule="auto"/>
        <w:jc w:val="both"/>
        <w:rPr>
          <w:bCs/>
          <w:noProof/>
          <w:lang w:eastAsia="en-GB"/>
        </w:rPr>
      </w:pPr>
      <w:r>
        <w:rPr>
          <w:bCs/>
          <w:noProof/>
          <w:lang w:eastAsia="en-GB"/>
        </w:rPr>
        <w:t>A linear regression was cond</w:t>
      </w:r>
      <w:ins w:id="4" w:author="Jaap Wagenaar" w:date="2022-08-29T05:51:00Z">
        <w:r w:rsidR="003D5CDE">
          <w:rPr>
            <w:bCs/>
            <w:noProof/>
            <w:lang w:eastAsia="en-GB"/>
          </w:rPr>
          <w:t>u</w:t>
        </w:r>
      </w:ins>
      <w:r>
        <w:rPr>
          <w:bCs/>
          <w:noProof/>
          <w:lang w:eastAsia="en-GB"/>
        </w:rPr>
        <w:t xml:space="preserve">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w:t>
      </w:r>
      <w:ins w:id="5" w:author="Jaap Wagenaar" w:date="2022-08-29T05:51:00Z">
        <w:r w:rsidR="003D5CDE">
          <w:rPr>
            <w:bCs/>
            <w:noProof/>
            <w:lang w:eastAsia="en-GB"/>
          </w:rPr>
          <w:t>i</w:t>
        </w:r>
      </w:ins>
      <w:r>
        <w:rPr>
          <w:bCs/>
          <w:noProof/>
          <w:lang w:eastAsia="en-GB"/>
        </w:rPr>
        <w:t xml:space="preserve">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jsttabel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commentRangeStart w:id="6"/>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commentRangeEnd w:id="6"/>
            <w:r w:rsidR="003D5CDE">
              <w:rPr>
                <w:rStyle w:val="Verwijzingopmerking"/>
              </w:rPr>
              <w:commentReference w:id="6"/>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Geenafstand"/>
        <w:spacing w:line="360" w:lineRule="auto"/>
        <w:jc w:val="center"/>
        <w:rPr>
          <w:rFonts w:cstheme="minorHAnsi"/>
        </w:rPr>
      </w:pPr>
      <w:commentRangeStart w:id="7"/>
      <w:r w:rsidRPr="005D6A84">
        <w:rPr>
          <w:rFonts w:cstheme="minorHAnsi"/>
          <w:noProof/>
          <w:lang w:val="en-US"/>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commentRangeEnd w:id="7"/>
      <w:r w:rsidR="003D5CDE">
        <w:rPr>
          <w:rStyle w:val="Verwijzingopmerking"/>
        </w:rPr>
        <w:commentReference w:id="7"/>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B646E5"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val="en-US"/>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val="en-US"/>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31CC047D"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3</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val="en-US"/>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val="en-US"/>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val="en-US"/>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val="en-US"/>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61E2A5FD"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jsttabel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jsttabel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jsttabel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jsttabel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Geenafstand"/>
        <w:spacing w:line="360" w:lineRule="auto"/>
        <w:jc w:val="both"/>
        <w:rPr>
          <w:rFonts w:eastAsiaTheme="minorEastAsia"/>
          <w:b/>
          <w:iCs/>
        </w:rPr>
      </w:pPr>
    </w:p>
    <w:p w14:paraId="76F5AFED" w14:textId="4A6B119B" w:rsidR="009542A4" w:rsidRDefault="009542A4" w:rsidP="00410929">
      <w:pPr>
        <w:pStyle w:val="Geenafstand"/>
        <w:rPr>
          <w:b/>
          <w:bCs/>
          <w:u w:val="single"/>
        </w:rPr>
      </w:pPr>
    </w:p>
    <w:p w14:paraId="088F408D" w14:textId="7AAC2182" w:rsidR="009542A4" w:rsidRDefault="009542A4" w:rsidP="00410929">
      <w:pPr>
        <w:pStyle w:val="Geenafstand"/>
        <w:rPr>
          <w:b/>
          <w:bCs/>
          <w:u w:val="single"/>
        </w:rPr>
      </w:pPr>
    </w:p>
    <w:p w14:paraId="388E7296" w14:textId="4BCEAFCB" w:rsidR="009542A4" w:rsidRDefault="009542A4" w:rsidP="00410929">
      <w:pPr>
        <w:pStyle w:val="Geenafstand"/>
        <w:rPr>
          <w:b/>
          <w:bCs/>
          <w:u w:val="single"/>
        </w:rPr>
      </w:pPr>
    </w:p>
    <w:p w14:paraId="533AEDA4" w14:textId="16BB7FD4" w:rsidR="009542A4" w:rsidRDefault="009542A4" w:rsidP="00410929">
      <w:pPr>
        <w:pStyle w:val="Geenafstand"/>
        <w:rPr>
          <w:b/>
          <w:bCs/>
          <w:u w:val="single"/>
        </w:rPr>
      </w:pPr>
    </w:p>
    <w:p w14:paraId="322393ED" w14:textId="19EEAF83" w:rsidR="009542A4" w:rsidRDefault="009542A4" w:rsidP="00410929">
      <w:pPr>
        <w:pStyle w:val="Geenafstand"/>
        <w:rPr>
          <w:b/>
          <w:bCs/>
          <w:u w:val="single"/>
        </w:rPr>
      </w:pPr>
    </w:p>
    <w:p w14:paraId="74CFE1D8" w14:textId="66181094" w:rsidR="009542A4" w:rsidRDefault="009542A4" w:rsidP="00410929">
      <w:pPr>
        <w:pStyle w:val="Geenafstand"/>
        <w:rPr>
          <w:b/>
          <w:bCs/>
          <w:u w:val="single"/>
        </w:rPr>
      </w:pPr>
    </w:p>
    <w:p w14:paraId="4440FA5F" w14:textId="0BD1EAFA" w:rsidR="009542A4" w:rsidRDefault="009542A4" w:rsidP="00410929">
      <w:pPr>
        <w:pStyle w:val="Geenafstand"/>
        <w:rPr>
          <w:b/>
          <w:bCs/>
          <w:u w:val="single"/>
        </w:rPr>
      </w:pPr>
    </w:p>
    <w:p w14:paraId="0F3031D8" w14:textId="09AFA366" w:rsidR="009542A4" w:rsidRDefault="009542A4" w:rsidP="00410929">
      <w:pPr>
        <w:pStyle w:val="Geenafstand"/>
        <w:rPr>
          <w:b/>
          <w:bCs/>
          <w:u w:val="single"/>
        </w:rPr>
      </w:pPr>
    </w:p>
    <w:p w14:paraId="321C38ED" w14:textId="7FC0B0C3" w:rsidR="008611B7" w:rsidRDefault="008611B7" w:rsidP="00410929">
      <w:pPr>
        <w:pStyle w:val="Geenafstand"/>
        <w:rPr>
          <w:b/>
          <w:bCs/>
          <w:u w:val="single"/>
        </w:rPr>
      </w:pPr>
    </w:p>
    <w:p w14:paraId="1E4A32C9" w14:textId="1F8B0BEF" w:rsidR="008611B7" w:rsidRDefault="008611B7" w:rsidP="00410929">
      <w:pPr>
        <w:pStyle w:val="Geenafstand"/>
        <w:rPr>
          <w:b/>
          <w:bCs/>
          <w:u w:val="single"/>
        </w:rPr>
      </w:pPr>
    </w:p>
    <w:p w14:paraId="34558B2B" w14:textId="50C8C511" w:rsidR="008611B7" w:rsidRDefault="008611B7" w:rsidP="00410929">
      <w:pPr>
        <w:pStyle w:val="Geenafstand"/>
        <w:rPr>
          <w:b/>
          <w:bCs/>
          <w:u w:val="single"/>
        </w:rPr>
      </w:pPr>
    </w:p>
    <w:p w14:paraId="413CEBDA" w14:textId="5930D965" w:rsidR="008611B7" w:rsidRDefault="008611B7" w:rsidP="00410929">
      <w:pPr>
        <w:pStyle w:val="Geenafstand"/>
        <w:rPr>
          <w:b/>
          <w:bCs/>
          <w:u w:val="single"/>
        </w:rPr>
      </w:pPr>
    </w:p>
    <w:p w14:paraId="4210D14E" w14:textId="1A3A8078" w:rsidR="008611B7" w:rsidRDefault="008611B7" w:rsidP="00410929">
      <w:pPr>
        <w:pStyle w:val="Geenafstand"/>
        <w:rPr>
          <w:b/>
          <w:bCs/>
          <w:u w:val="single"/>
        </w:rPr>
      </w:pPr>
    </w:p>
    <w:p w14:paraId="515F3AFB" w14:textId="4D66A2A6" w:rsidR="008611B7" w:rsidRDefault="008611B7" w:rsidP="00410929">
      <w:pPr>
        <w:pStyle w:val="Geenafstand"/>
        <w:rPr>
          <w:b/>
          <w:bCs/>
          <w:u w:val="single"/>
        </w:rPr>
      </w:pPr>
    </w:p>
    <w:p w14:paraId="757A909F" w14:textId="7A0B0730" w:rsidR="008611B7" w:rsidRDefault="008611B7" w:rsidP="00410929">
      <w:pPr>
        <w:pStyle w:val="Geenafstand"/>
        <w:rPr>
          <w:b/>
          <w:bCs/>
          <w:u w:val="single"/>
        </w:rPr>
      </w:pPr>
    </w:p>
    <w:p w14:paraId="141FBE24" w14:textId="20CE2EBE" w:rsidR="008611B7" w:rsidRDefault="008611B7" w:rsidP="00410929">
      <w:pPr>
        <w:pStyle w:val="Geenafstand"/>
        <w:rPr>
          <w:b/>
          <w:bCs/>
          <w:u w:val="single"/>
        </w:rPr>
      </w:pPr>
    </w:p>
    <w:p w14:paraId="20E3E353" w14:textId="6194B8BF" w:rsidR="008611B7" w:rsidRDefault="008611B7" w:rsidP="00410929">
      <w:pPr>
        <w:pStyle w:val="Geenafstand"/>
        <w:rPr>
          <w:b/>
          <w:bCs/>
          <w:u w:val="single"/>
        </w:rPr>
      </w:pPr>
    </w:p>
    <w:p w14:paraId="2180702C" w14:textId="575C1A54" w:rsidR="008611B7" w:rsidRDefault="008611B7" w:rsidP="00410929">
      <w:pPr>
        <w:pStyle w:val="Geenafstand"/>
        <w:rPr>
          <w:b/>
          <w:bCs/>
          <w:u w:val="single"/>
        </w:rPr>
      </w:pPr>
    </w:p>
    <w:p w14:paraId="036AFA43" w14:textId="3A0F857A" w:rsidR="008611B7" w:rsidRDefault="008611B7" w:rsidP="00410929">
      <w:pPr>
        <w:pStyle w:val="Geenafstand"/>
        <w:rPr>
          <w:b/>
          <w:bCs/>
          <w:u w:val="single"/>
        </w:rPr>
      </w:pPr>
    </w:p>
    <w:p w14:paraId="00806873" w14:textId="5933B00F" w:rsidR="008611B7" w:rsidRDefault="008611B7" w:rsidP="00410929">
      <w:pPr>
        <w:pStyle w:val="Geenafstand"/>
        <w:rPr>
          <w:b/>
          <w:bCs/>
          <w:u w:val="single"/>
        </w:rPr>
      </w:pPr>
    </w:p>
    <w:p w14:paraId="2EF616B4" w14:textId="31D1C1DF" w:rsidR="008611B7" w:rsidRDefault="008611B7" w:rsidP="00410929">
      <w:pPr>
        <w:pStyle w:val="Geenafstand"/>
        <w:rPr>
          <w:b/>
          <w:bCs/>
          <w:u w:val="single"/>
        </w:rPr>
      </w:pPr>
    </w:p>
    <w:p w14:paraId="5707509E" w14:textId="4EAC979D" w:rsidR="008611B7" w:rsidRDefault="008611B7" w:rsidP="00410929">
      <w:pPr>
        <w:pStyle w:val="Geenafstand"/>
        <w:rPr>
          <w:b/>
          <w:bCs/>
          <w:u w:val="single"/>
        </w:rPr>
      </w:pPr>
    </w:p>
    <w:p w14:paraId="4E41302F" w14:textId="35E26639" w:rsidR="008611B7" w:rsidRDefault="008611B7" w:rsidP="00410929">
      <w:pPr>
        <w:pStyle w:val="Geenafstand"/>
        <w:rPr>
          <w:b/>
          <w:bCs/>
          <w:u w:val="single"/>
        </w:rPr>
      </w:pPr>
    </w:p>
    <w:p w14:paraId="497868CE" w14:textId="2B598758" w:rsidR="008611B7" w:rsidRDefault="008611B7" w:rsidP="00410929">
      <w:pPr>
        <w:pStyle w:val="Geenafstand"/>
        <w:rPr>
          <w:b/>
          <w:bCs/>
          <w:u w:val="single"/>
        </w:rPr>
      </w:pPr>
    </w:p>
    <w:p w14:paraId="24AA1303" w14:textId="2BA81DFA" w:rsidR="008611B7" w:rsidRDefault="008611B7" w:rsidP="00410929">
      <w:pPr>
        <w:pStyle w:val="Geenafstand"/>
        <w:rPr>
          <w:b/>
          <w:bCs/>
          <w:u w:val="single"/>
        </w:rPr>
      </w:pPr>
    </w:p>
    <w:p w14:paraId="6B92C906" w14:textId="7936D6C6" w:rsidR="008611B7" w:rsidRDefault="008611B7" w:rsidP="00410929">
      <w:pPr>
        <w:pStyle w:val="Geenafstand"/>
        <w:rPr>
          <w:b/>
          <w:bCs/>
          <w:u w:val="single"/>
        </w:rPr>
      </w:pPr>
    </w:p>
    <w:p w14:paraId="47DA63D6" w14:textId="2034F6F7" w:rsidR="008611B7" w:rsidRDefault="008611B7" w:rsidP="00410929">
      <w:pPr>
        <w:pStyle w:val="Geenafstand"/>
        <w:rPr>
          <w:b/>
          <w:bCs/>
          <w:u w:val="single"/>
        </w:rPr>
      </w:pPr>
    </w:p>
    <w:p w14:paraId="2AF31CA0" w14:textId="4B9DF71F" w:rsidR="008611B7" w:rsidRDefault="008611B7" w:rsidP="00410929">
      <w:pPr>
        <w:pStyle w:val="Geenafstand"/>
        <w:rPr>
          <w:b/>
          <w:bCs/>
          <w:u w:val="single"/>
        </w:rPr>
      </w:pPr>
    </w:p>
    <w:p w14:paraId="061E47AB" w14:textId="52B011B5" w:rsidR="008611B7" w:rsidRDefault="008611B7" w:rsidP="00410929">
      <w:pPr>
        <w:pStyle w:val="Geenafstand"/>
        <w:rPr>
          <w:b/>
          <w:bCs/>
          <w:u w:val="single"/>
        </w:rPr>
      </w:pPr>
    </w:p>
    <w:p w14:paraId="47A43B7F" w14:textId="028B62D0" w:rsidR="008611B7" w:rsidRDefault="008611B7" w:rsidP="00410929">
      <w:pPr>
        <w:pStyle w:val="Geenafstand"/>
        <w:rPr>
          <w:b/>
          <w:bCs/>
          <w:u w:val="single"/>
        </w:rPr>
      </w:pPr>
    </w:p>
    <w:p w14:paraId="385A79B7" w14:textId="01FC2526" w:rsidR="008611B7" w:rsidRDefault="008611B7" w:rsidP="00410929">
      <w:pPr>
        <w:pStyle w:val="Geenafstand"/>
        <w:rPr>
          <w:b/>
          <w:bCs/>
          <w:u w:val="single"/>
        </w:rPr>
      </w:pPr>
    </w:p>
    <w:p w14:paraId="4129C7BF" w14:textId="7AE0B2EB" w:rsidR="008611B7" w:rsidRDefault="008611B7" w:rsidP="00410929">
      <w:pPr>
        <w:pStyle w:val="Geenafstand"/>
        <w:rPr>
          <w:b/>
          <w:bCs/>
          <w:u w:val="single"/>
        </w:rPr>
      </w:pPr>
    </w:p>
    <w:p w14:paraId="193CCB9F" w14:textId="4C5C5C1E" w:rsidR="008611B7" w:rsidRDefault="008611B7" w:rsidP="00410929">
      <w:pPr>
        <w:pStyle w:val="Geenafstand"/>
        <w:rPr>
          <w:b/>
          <w:bCs/>
          <w:u w:val="single"/>
        </w:rPr>
      </w:pPr>
    </w:p>
    <w:p w14:paraId="0E46BE12" w14:textId="77777777" w:rsidR="008611B7" w:rsidRDefault="008611B7" w:rsidP="00410929">
      <w:pPr>
        <w:pStyle w:val="Geenafstand"/>
        <w:rPr>
          <w:b/>
          <w:bCs/>
          <w:u w:val="single"/>
        </w:rPr>
      </w:pPr>
    </w:p>
    <w:p w14:paraId="3C6A0C75" w14:textId="4B6CA817" w:rsidR="009542A4" w:rsidRDefault="009542A4" w:rsidP="006B360A">
      <w:pPr>
        <w:pStyle w:val="Geenafstand"/>
        <w:spacing w:line="360" w:lineRule="auto"/>
        <w:rPr>
          <w:b/>
          <w:bCs/>
          <w:u w:val="single"/>
        </w:rPr>
      </w:pPr>
    </w:p>
    <w:p w14:paraId="018D7D3A" w14:textId="5A0880DC" w:rsidR="008A7045" w:rsidRDefault="008A7045" w:rsidP="006B360A">
      <w:pPr>
        <w:pStyle w:val="Geenafstand"/>
        <w:spacing w:line="360" w:lineRule="auto"/>
        <w:rPr>
          <w:b/>
          <w:bCs/>
          <w:u w:val="single"/>
        </w:rPr>
      </w:pPr>
      <w:commentRangeStart w:id="8"/>
      <w:r>
        <w:rPr>
          <w:b/>
          <w:bCs/>
          <w:u w:val="single"/>
        </w:rPr>
        <w:lastRenderedPageBreak/>
        <w:t xml:space="preserve">Supplementary Figures </w:t>
      </w:r>
      <w:commentRangeEnd w:id="8"/>
      <w:r w:rsidR="00AF08F4">
        <w:rPr>
          <w:rStyle w:val="Verwijzingopmerking"/>
        </w:rPr>
        <w:commentReference w:id="8"/>
      </w:r>
    </w:p>
    <w:p w14:paraId="1C1E6F24" w14:textId="53E75D81" w:rsidR="00797017" w:rsidRDefault="00A655E4" w:rsidP="00F907B3">
      <w:pPr>
        <w:pStyle w:val="Geenafstand"/>
        <w:spacing w:line="360" w:lineRule="auto"/>
        <w:jc w:val="center"/>
        <w:rPr>
          <w:b/>
          <w:bCs/>
          <w:u w:val="single"/>
        </w:rPr>
      </w:pPr>
      <w:r w:rsidRPr="00A655E4">
        <w:rPr>
          <w:bCs/>
          <w:noProof/>
          <w:lang w:val="en-US"/>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Geenafstand"/>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Geenafstand"/>
        <w:spacing w:line="360" w:lineRule="auto"/>
        <w:jc w:val="center"/>
        <w:rPr>
          <w:b/>
          <w:bCs/>
          <w:u w:val="single"/>
        </w:rPr>
      </w:pPr>
      <w:r w:rsidRPr="00A655E4">
        <w:rPr>
          <w:bCs/>
          <w:noProof/>
          <w:lang w:val="en-US"/>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Geenafstand"/>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Geenafstand"/>
        <w:spacing w:line="360" w:lineRule="auto"/>
        <w:rPr>
          <w:b/>
          <w:bCs/>
          <w:u w:val="single"/>
        </w:rPr>
      </w:pPr>
    </w:p>
    <w:p w14:paraId="4AA5F331" w14:textId="56794138" w:rsidR="00A35F4C" w:rsidRDefault="00A35F4C" w:rsidP="00F907B3">
      <w:pPr>
        <w:pStyle w:val="Geenafstand"/>
        <w:spacing w:line="360" w:lineRule="auto"/>
        <w:jc w:val="center"/>
        <w:rPr>
          <w:b/>
          <w:bCs/>
          <w:u w:val="single"/>
        </w:rPr>
      </w:pPr>
      <w:r w:rsidRPr="00A655E4">
        <w:rPr>
          <w:bCs/>
          <w:noProof/>
          <w:lang w:val="en-US"/>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Geenafstand"/>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Geenafstand"/>
        <w:spacing w:line="360" w:lineRule="auto"/>
        <w:rPr>
          <w:b/>
          <w:bCs/>
          <w:u w:val="single"/>
        </w:rPr>
      </w:pPr>
    </w:p>
    <w:p w14:paraId="095EABA8" w14:textId="1529B2A3" w:rsidR="00A35F4C" w:rsidRDefault="00A35F4C" w:rsidP="00F907B3">
      <w:pPr>
        <w:pStyle w:val="Geenafstand"/>
        <w:spacing w:line="360" w:lineRule="auto"/>
        <w:jc w:val="center"/>
        <w:rPr>
          <w:b/>
          <w:bCs/>
          <w:u w:val="single"/>
        </w:rPr>
      </w:pPr>
      <w:commentRangeStart w:id="9"/>
      <w:r w:rsidRPr="00A655E4">
        <w:rPr>
          <w:bCs/>
          <w:noProof/>
          <w:lang w:val="en-US"/>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commentRangeEnd w:id="9"/>
      <w:r w:rsidR="001720F4">
        <w:rPr>
          <w:rStyle w:val="Verwijzingopmerking"/>
        </w:rPr>
        <w:commentReference w:id="9"/>
      </w:r>
    </w:p>
    <w:p w14:paraId="55E7F3C5" w14:textId="0C56C8A4" w:rsidR="009542A4" w:rsidRPr="009542A4" w:rsidRDefault="009542A4" w:rsidP="006B360A">
      <w:pPr>
        <w:pStyle w:val="Geenafstand"/>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Geenafstand"/>
        <w:spacing w:line="360" w:lineRule="auto"/>
        <w:jc w:val="center"/>
        <w:rPr>
          <w:rFonts w:cstheme="minorHAnsi"/>
        </w:rPr>
      </w:pPr>
    </w:p>
    <w:p w14:paraId="5409933F" w14:textId="56F0A396" w:rsidR="001D5C8D" w:rsidRDefault="0066779A" w:rsidP="00D90BFD">
      <w:pPr>
        <w:pStyle w:val="Geenafstand"/>
        <w:spacing w:line="360" w:lineRule="auto"/>
        <w:jc w:val="center"/>
        <w:rPr>
          <w:rFonts w:cstheme="minorHAnsi"/>
          <w:b/>
        </w:rPr>
      </w:pPr>
      <w:r>
        <w:rPr>
          <w:noProof/>
          <w:lang w:val="en-US"/>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Geenafstand"/>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Geenafstand"/>
        <w:rPr>
          <w:b/>
          <w:bCs/>
          <w:u w:val="single"/>
        </w:rPr>
      </w:pPr>
    </w:p>
    <w:p w14:paraId="33C34C25" w14:textId="38F39668" w:rsidR="007206E0" w:rsidRDefault="00D90BFD" w:rsidP="004C18C2">
      <w:pPr>
        <w:pStyle w:val="Geenafstand"/>
        <w:jc w:val="center"/>
      </w:pPr>
      <w:r>
        <w:rPr>
          <w:noProof/>
          <w:lang w:val="en-US"/>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Geenafstand"/>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Geenafstand"/>
        <w:jc w:val="center"/>
      </w:pPr>
    </w:p>
    <w:p w14:paraId="56126946" w14:textId="0D11A7DA" w:rsidR="00D94116" w:rsidRDefault="00D90BFD" w:rsidP="004C18C2">
      <w:pPr>
        <w:pStyle w:val="Geenafstand"/>
        <w:jc w:val="center"/>
      </w:pPr>
      <w:r>
        <w:rPr>
          <w:noProof/>
          <w:lang w:val="en-US"/>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081ACD96" w:rsidR="00A5237A" w:rsidRDefault="00A5237A" w:rsidP="00EC30FE">
      <w:pPr>
        <w:pStyle w:val="Geenafstand"/>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Geenafstand"/>
        <w:jc w:val="center"/>
      </w:pPr>
      <w:r>
        <w:rPr>
          <w:noProof/>
          <w:lang w:val="en-US"/>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4A80F8F4" w:rsidR="003E1C91" w:rsidRDefault="003E1C91" w:rsidP="003E1C91">
      <w:pPr>
        <w:pStyle w:val="Geenafstand"/>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Geenafstand"/>
        <w:spacing w:line="360" w:lineRule="auto"/>
        <w:jc w:val="both"/>
        <w:rPr>
          <w:rFonts w:cstheme="minorHAnsi"/>
        </w:rPr>
      </w:pPr>
    </w:p>
    <w:p w14:paraId="05E77619" w14:textId="43196D50" w:rsidR="003968E4" w:rsidRDefault="00D267C1" w:rsidP="003E1C91">
      <w:pPr>
        <w:pStyle w:val="Geenafstand"/>
        <w:spacing w:line="360" w:lineRule="auto"/>
        <w:jc w:val="both"/>
        <w:rPr>
          <w:rFonts w:cstheme="minorHAnsi"/>
        </w:rPr>
      </w:pPr>
      <w:r>
        <w:rPr>
          <w:noProof/>
          <w:lang w:val="en-US"/>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Geenafstand"/>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Geenafstand"/>
        <w:spacing w:line="360" w:lineRule="auto"/>
        <w:jc w:val="center"/>
        <w:rPr>
          <w:rFonts w:cstheme="minorHAnsi"/>
          <w:bCs/>
        </w:rPr>
      </w:pPr>
      <w:r w:rsidRPr="00EA2C83">
        <w:rPr>
          <w:rFonts w:cstheme="minorHAnsi"/>
          <w:bCs/>
          <w:noProof/>
          <w:lang w:val="en-US"/>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Geenafstand"/>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Geenafstand"/>
        <w:spacing w:line="360" w:lineRule="auto"/>
        <w:jc w:val="both"/>
        <w:rPr>
          <w:rFonts w:cstheme="minorHAnsi"/>
        </w:rPr>
      </w:pPr>
      <w:r>
        <w:rPr>
          <w:noProof/>
          <w:lang w:val="en-US"/>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2E2DA4E" w:rsidR="0022078F" w:rsidRPr="00D67AE7" w:rsidRDefault="0022078F" w:rsidP="0022078F">
      <w:pPr>
        <w:pStyle w:val="Geenafstand"/>
        <w:spacing w:line="360" w:lineRule="auto"/>
        <w:jc w:val="both"/>
        <w:rPr>
          <w:rFonts w:cstheme="minorHAnsi"/>
          <w:b/>
        </w:rPr>
      </w:pPr>
      <w:bookmarkStart w:id="11"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11"/>
    <w:p w14:paraId="78A7EB65" w14:textId="5CFE79A6" w:rsidR="003968E4" w:rsidRDefault="003968E4" w:rsidP="003E1C91">
      <w:pPr>
        <w:pStyle w:val="Geenafstand"/>
        <w:spacing w:line="360" w:lineRule="auto"/>
        <w:jc w:val="both"/>
        <w:rPr>
          <w:rFonts w:cstheme="minorHAnsi"/>
          <w:b/>
        </w:rPr>
      </w:pPr>
    </w:p>
    <w:p w14:paraId="298DCE2A" w14:textId="402AFA93" w:rsidR="003968E4" w:rsidRDefault="003968E4" w:rsidP="003E1C91">
      <w:pPr>
        <w:pStyle w:val="Geenafstand"/>
        <w:spacing w:line="360" w:lineRule="auto"/>
        <w:jc w:val="both"/>
        <w:rPr>
          <w:rFonts w:cstheme="minorHAnsi"/>
          <w:b/>
        </w:rPr>
      </w:pPr>
    </w:p>
    <w:p w14:paraId="4BDBA0A9" w14:textId="43AF4345" w:rsidR="003968E4" w:rsidRDefault="003968E4" w:rsidP="003E1C91">
      <w:pPr>
        <w:pStyle w:val="Geenafstand"/>
        <w:spacing w:line="360" w:lineRule="auto"/>
        <w:jc w:val="both"/>
        <w:rPr>
          <w:rFonts w:cstheme="minorHAnsi"/>
          <w:b/>
        </w:rPr>
      </w:pPr>
    </w:p>
    <w:p w14:paraId="325431D4" w14:textId="7353D30C" w:rsidR="003968E4" w:rsidRDefault="003968E4" w:rsidP="003E1C91">
      <w:pPr>
        <w:pStyle w:val="Geenafstand"/>
        <w:spacing w:line="360" w:lineRule="auto"/>
        <w:jc w:val="both"/>
        <w:rPr>
          <w:rFonts w:cstheme="minorHAnsi"/>
          <w:b/>
        </w:rPr>
      </w:pPr>
    </w:p>
    <w:p w14:paraId="71D465B2" w14:textId="7C4E650E" w:rsidR="008A3E11" w:rsidRDefault="008A3E11" w:rsidP="003E1C91">
      <w:pPr>
        <w:pStyle w:val="Geenafstand"/>
        <w:spacing w:line="360" w:lineRule="auto"/>
        <w:jc w:val="both"/>
        <w:rPr>
          <w:rFonts w:cstheme="minorHAnsi"/>
          <w:b/>
        </w:rPr>
      </w:pPr>
    </w:p>
    <w:p w14:paraId="6687D2FA" w14:textId="19D1FAA1" w:rsidR="008A3E11" w:rsidRDefault="008A3E11" w:rsidP="003E1C91">
      <w:pPr>
        <w:pStyle w:val="Geenafstand"/>
        <w:spacing w:line="360" w:lineRule="auto"/>
        <w:jc w:val="both"/>
        <w:rPr>
          <w:rFonts w:cstheme="minorHAnsi"/>
          <w:b/>
        </w:rPr>
      </w:pPr>
    </w:p>
    <w:p w14:paraId="2788A43E" w14:textId="4011A961" w:rsidR="00893473" w:rsidRDefault="00893473" w:rsidP="003E1C91">
      <w:pPr>
        <w:pStyle w:val="Geenafstand"/>
        <w:spacing w:line="360" w:lineRule="auto"/>
        <w:jc w:val="both"/>
        <w:rPr>
          <w:rFonts w:cstheme="minorHAnsi"/>
          <w:b/>
        </w:rPr>
      </w:pPr>
    </w:p>
    <w:p w14:paraId="2B96D4DE" w14:textId="77777777" w:rsidR="00893473" w:rsidRDefault="00893473" w:rsidP="003E1C91">
      <w:pPr>
        <w:pStyle w:val="Geenafstand"/>
        <w:spacing w:line="360" w:lineRule="auto"/>
        <w:jc w:val="both"/>
        <w:rPr>
          <w:rFonts w:cstheme="minorHAnsi"/>
          <w:b/>
        </w:rPr>
      </w:pPr>
    </w:p>
    <w:p w14:paraId="6DEBDE29" w14:textId="0CB6C076" w:rsidR="008A3E11" w:rsidRDefault="008A3E11" w:rsidP="003E1C91">
      <w:pPr>
        <w:pStyle w:val="Geenafstand"/>
        <w:spacing w:line="360" w:lineRule="auto"/>
        <w:jc w:val="both"/>
        <w:rPr>
          <w:rFonts w:cstheme="minorHAnsi"/>
          <w:b/>
        </w:rPr>
      </w:pPr>
    </w:p>
    <w:p w14:paraId="5A022231" w14:textId="1EE69BE7" w:rsidR="008A3E11" w:rsidRDefault="008A3E11" w:rsidP="003E1C91">
      <w:pPr>
        <w:pStyle w:val="Geenafstand"/>
        <w:spacing w:line="360" w:lineRule="auto"/>
        <w:jc w:val="both"/>
        <w:rPr>
          <w:rFonts w:cstheme="minorHAnsi"/>
          <w:b/>
        </w:rPr>
      </w:pPr>
    </w:p>
    <w:p w14:paraId="0FF7A831" w14:textId="48D6FCE6" w:rsidR="008A3E11" w:rsidRDefault="008A3E11" w:rsidP="003E1C91">
      <w:pPr>
        <w:pStyle w:val="Geenafstand"/>
        <w:spacing w:line="360" w:lineRule="auto"/>
        <w:jc w:val="both"/>
        <w:rPr>
          <w:rFonts w:cstheme="minorHAnsi"/>
          <w:b/>
        </w:rPr>
      </w:pPr>
    </w:p>
    <w:p w14:paraId="7AB0D05A" w14:textId="6C3613DD" w:rsidR="0022078F" w:rsidRDefault="0022078F" w:rsidP="003E1C91">
      <w:pPr>
        <w:pStyle w:val="Geenafstand"/>
        <w:spacing w:line="360" w:lineRule="auto"/>
        <w:jc w:val="both"/>
        <w:rPr>
          <w:rFonts w:cstheme="minorHAnsi"/>
          <w:b/>
        </w:rPr>
      </w:pPr>
    </w:p>
    <w:p w14:paraId="71A4F932" w14:textId="60F8F35D" w:rsidR="0022078F" w:rsidRDefault="0022078F" w:rsidP="003E1C91">
      <w:pPr>
        <w:pStyle w:val="Geenafstand"/>
        <w:spacing w:line="360" w:lineRule="auto"/>
        <w:jc w:val="both"/>
        <w:rPr>
          <w:rFonts w:cstheme="minorHAnsi"/>
          <w:b/>
        </w:rPr>
      </w:pPr>
    </w:p>
    <w:p w14:paraId="499D2EE5" w14:textId="2E1CE78D" w:rsidR="0022078F" w:rsidRDefault="0022078F" w:rsidP="003E1C91">
      <w:pPr>
        <w:pStyle w:val="Geenafstand"/>
        <w:spacing w:line="360" w:lineRule="auto"/>
        <w:jc w:val="both"/>
        <w:rPr>
          <w:rFonts w:cstheme="minorHAnsi"/>
          <w:b/>
        </w:rPr>
      </w:pPr>
    </w:p>
    <w:p w14:paraId="25EBD654" w14:textId="638A20A4" w:rsidR="0022078F" w:rsidRDefault="0022078F" w:rsidP="003E1C91">
      <w:pPr>
        <w:pStyle w:val="Geenafstand"/>
        <w:spacing w:line="360" w:lineRule="auto"/>
        <w:jc w:val="both"/>
        <w:rPr>
          <w:rFonts w:cstheme="minorHAnsi"/>
          <w:b/>
        </w:rPr>
      </w:pPr>
    </w:p>
    <w:p w14:paraId="45132266" w14:textId="0A1B6F56" w:rsidR="0022078F" w:rsidRDefault="0022078F" w:rsidP="003E1C91">
      <w:pPr>
        <w:pStyle w:val="Geenafstand"/>
        <w:spacing w:line="360" w:lineRule="auto"/>
        <w:jc w:val="both"/>
        <w:rPr>
          <w:rFonts w:cstheme="minorHAnsi"/>
          <w:b/>
        </w:rPr>
      </w:pPr>
    </w:p>
    <w:p w14:paraId="598AE645" w14:textId="40B0CF77" w:rsidR="0022078F" w:rsidRDefault="0022078F" w:rsidP="003E1C91">
      <w:pPr>
        <w:pStyle w:val="Geenafstand"/>
        <w:spacing w:line="360" w:lineRule="auto"/>
        <w:jc w:val="both"/>
        <w:rPr>
          <w:rFonts w:cstheme="minorHAnsi"/>
          <w:b/>
        </w:rPr>
      </w:pPr>
    </w:p>
    <w:p w14:paraId="5A13DF5F" w14:textId="476D22DE" w:rsidR="0022078F" w:rsidRDefault="0022078F" w:rsidP="003E1C91">
      <w:pPr>
        <w:pStyle w:val="Geenafstand"/>
        <w:spacing w:line="360" w:lineRule="auto"/>
        <w:jc w:val="both"/>
        <w:rPr>
          <w:rFonts w:cstheme="minorHAnsi"/>
          <w:b/>
        </w:rPr>
      </w:pPr>
    </w:p>
    <w:p w14:paraId="40DF72F1" w14:textId="57496EA7" w:rsidR="0022078F" w:rsidRDefault="0022078F" w:rsidP="003E1C91">
      <w:pPr>
        <w:pStyle w:val="Geenafstand"/>
        <w:spacing w:line="360" w:lineRule="auto"/>
        <w:jc w:val="both"/>
        <w:rPr>
          <w:rFonts w:cstheme="minorHAnsi"/>
          <w:b/>
        </w:rPr>
      </w:pPr>
    </w:p>
    <w:p w14:paraId="3726D41C" w14:textId="77777777" w:rsidR="0022078F" w:rsidRDefault="0022078F" w:rsidP="003E1C91">
      <w:pPr>
        <w:pStyle w:val="Geenafstand"/>
        <w:spacing w:line="360" w:lineRule="auto"/>
        <w:jc w:val="both"/>
        <w:rPr>
          <w:rFonts w:cstheme="minorHAnsi"/>
          <w:b/>
        </w:rPr>
      </w:pPr>
    </w:p>
    <w:p w14:paraId="47C6EED4" w14:textId="1EEED5B3" w:rsidR="00EF6204" w:rsidRDefault="00EF6204" w:rsidP="004C18C2">
      <w:pPr>
        <w:pStyle w:val="Geenafstand"/>
        <w:jc w:val="center"/>
        <w:rPr>
          <w:b/>
          <w:bCs/>
          <w:u w:val="single"/>
        </w:rPr>
      </w:pPr>
      <w:r w:rsidRPr="00EF6204">
        <w:rPr>
          <w:b/>
          <w:bCs/>
          <w:u w:val="single"/>
        </w:rPr>
        <w:lastRenderedPageBreak/>
        <w:t>Supplementary References</w:t>
      </w:r>
    </w:p>
    <w:p w14:paraId="4B8903D3" w14:textId="6264A0A6" w:rsidR="00EF6204" w:rsidRDefault="00EF6204" w:rsidP="004C18C2">
      <w:pPr>
        <w:pStyle w:val="Geenafstand"/>
        <w:jc w:val="center"/>
        <w:rPr>
          <w:b/>
          <w:bCs/>
          <w:u w:val="single"/>
        </w:rPr>
      </w:pPr>
    </w:p>
    <w:p w14:paraId="200A627A" w14:textId="77777777" w:rsidR="00CB72E8" w:rsidRDefault="00CB72E8" w:rsidP="00EF6204">
      <w:pPr>
        <w:pStyle w:val="Geenafstand"/>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8" w:anchor="EU_population_shows_a_slight_decrease_in_2020"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9"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30" w:history="1">
        <w:r w:rsidRPr="00863B26">
          <w:rPr>
            <w:rStyle w:val="Hyperlink"/>
          </w:rPr>
          <w:t>https://ourworldindata.org/life-expectancy</w:t>
        </w:r>
      </w:hyperlink>
      <w:r w:rsidRPr="00863B26">
        <w:t>.</w:t>
      </w:r>
    </w:p>
    <w:p w14:paraId="4973E8D4" w14:textId="6059A065" w:rsidR="00EF6204" w:rsidRPr="00EF6204" w:rsidRDefault="00CB72E8" w:rsidP="00EF6204">
      <w:pPr>
        <w:pStyle w:val="Geenafstand"/>
      </w:pPr>
      <w:r>
        <w:fldChar w:fldCharType="end"/>
      </w:r>
    </w:p>
    <w:sectPr w:rsidR="00EF6204" w:rsidRPr="00EF620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aap Wagenaar" w:date="2022-08-29T05:17:00Z" w:initials="JW">
    <w:p w14:paraId="3756DA42" w14:textId="39DAA2FE" w:rsidR="00B646E5" w:rsidRDefault="00B646E5">
      <w:pPr>
        <w:pStyle w:val="Tekstopmerking"/>
      </w:pPr>
      <w:r>
        <w:rPr>
          <w:rStyle w:val="Verwijzingopmerking"/>
        </w:rPr>
        <w:annotationRef/>
      </w:r>
      <w:r>
        <w:t>Resistance should be deleted?</w:t>
      </w:r>
    </w:p>
  </w:comment>
  <w:comment w:id="2" w:author="Jaap Wagenaar" w:date="2022-08-29T05:22:00Z" w:initials="JW">
    <w:p w14:paraId="51678D69" w14:textId="03C98FB6" w:rsidR="00B646E5" w:rsidRDefault="00B646E5">
      <w:pPr>
        <w:pStyle w:val="Tekstopmerking"/>
      </w:pPr>
      <w:r>
        <w:rPr>
          <w:rStyle w:val="Verwijzingopmerking"/>
        </w:rPr>
        <w:annotationRef/>
      </w:r>
      <w:r>
        <w:t xml:space="preserve">I do not understand this scaling. I have not checked with the real ESVAC data but is the livestock specific PCU the broiler sector? </w:t>
      </w:r>
    </w:p>
  </w:comment>
  <w:comment w:id="6" w:author="Jaap Wagenaar" w:date="2022-08-29T05:52:00Z" w:initials="JW">
    <w:p w14:paraId="4DF67B96" w14:textId="7BE84599" w:rsidR="00B646E5" w:rsidRDefault="00B646E5">
      <w:pPr>
        <w:pStyle w:val="Tekstopmerking"/>
      </w:pPr>
      <w:r>
        <w:rPr>
          <w:rStyle w:val="Verwijzingopmerking"/>
        </w:rPr>
        <w:annotationRef/>
      </w:r>
      <w:r>
        <w:t>Like in Figure S1 it is the fraction of resistant Salmonella?  I am not sure what I am looking at…</w:t>
      </w:r>
    </w:p>
  </w:comment>
  <w:comment w:id="7" w:author="Jaap Wagenaar" w:date="2022-08-29T05:48:00Z" w:initials="JW">
    <w:p w14:paraId="2353CE21" w14:textId="49EB4121" w:rsidR="00B646E5" w:rsidRDefault="00B646E5">
      <w:pPr>
        <w:pStyle w:val="Tekstopmerking"/>
      </w:pPr>
      <w:r>
        <w:rPr>
          <w:rStyle w:val="Verwijzingopmerking"/>
        </w:rPr>
        <w:annotationRef/>
      </w:r>
      <w:r>
        <w:t>The Y-axis has a weird description. It should read as proportion of resistant Salmonella isolates from broilers (c.q. pigs).</w:t>
      </w:r>
    </w:p>
  </w:comment>
  <w:comment w:id="8" w:author="Jaap Wagenaar" w:date="2022-08-29T05:57:00Z" w:initials="JW">
    <w:p w14:paraId="19A82850" w14:textId="464B759D" w:rsidR="00B646E5" w:rsidRDefault="00B646E5">
      <w:pPr>
        <w:pStyle w:val="Tekstopmerking"/>
      </w:pPr>
      <w:r>
        <w:rPr>
          <w:rStyle w:val="Verwijzingopmerking"/>
        </w:rPr>
        <w:annotationRef/>
      </w:r>
      <w:r>
        <w:t>Mention the bacterial species (Salmonella), this prevents confusion with E. coli.</w:t>
      </w:r>
    </w:p>
  </w:comment>
  <w:comment w:id="9" w:author="Jaap Wagenaar" w:date="2022-08-29T06:00:00Z" w:initials="JW">
    <w:p w14:paraId="564384EF" w14:textId="0DC1A717" w:rsidR="00B646E5" w:rsidRDefault="00B646E5">
      <w:pPr>
        <w:pStyle w:val="Tekstopmerking"/>
      </w:pPr>
      <w:r>
        <w:rPr>
          <w:rStyle w:val="Verwijzingopmerking"/>
        </w:rPr>
        <w:annotationRef/>
      </w:r>
      <w:r>
        <w:t xml:space="preserve">The tetracycline usage data seem to be very low for some countries </w:t>
      </w:r>
      <w:bookmarkStart w:id="10" w:name="_GoBack"/>
      <w:bookmarkEnd w:id="10"/>
      <w:r>
        <w:t>(my gut feeling would say that it is higher). Are these data exactly taken from ESVAC or did you do any scaling?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56DA42" w15:done="0"/>
  <w15:commentEx w15:paraId="51678D69" w15:done="0"/>
  <w15:commentEx w15:paraId="4DF67B96" w15:done="0"/>
  <w15:commentEx w15:paraId="2353CE21" w15:done="0"/>
  <w15:commentEx w15:paraId="19A82850" w15:done="0"/>
  <w15:commentEx w15:paraId="564384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3F389F" w14:textId="77777777" w:rsidR="004460F7" w:rsidRDefault="004460F7" w:rsidP="00E4519F">
      <w:pPr>
        <w:spacing w:after="0" w:line="240" w:lineRule="auto"/>
      </w:pPr>
      <w:r>
        <w:separator/>
      </w:r>
    </w:p>
  </w:endnote>
  <w:endnote w:type="continuationSeparator" w:id="0">
    <w:p w14:paraId="51456BF5" w14:textId="77777777" w:rsidR="004460F7" w:rsidRDefault="004460F7"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C89358" w14:textId="77777777" w:rsidR="004460F7" w:rsidRDefault="004460F7" w:rsidP="00E4519F">
      <w:pPr>
        <w:spacing w:after="0" w:line="240" w:lineRule="auto"/>
      </w:pPr>
      <w:r>
        <w:separator/>
      </w:r>
    </w:p>
  </w:footnote>
  <w:footnote w:type="continuationSeparator" w:id="0">
    <w:p w14:paraId="5D41BAA8" w14:textId="77777777" w:rsidR="004460F7" w:rsidRDefault="004460F7" w:rsidP="00E451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ap Wagenaar">
    <w15:presenceInfo w15:providerId="None" w15:userId="Jaap Wagena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720F4"/>
    <w:rsid w:val="00185AA0"/>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D5CDE"/>
    <w:rsid w:val="003E1C91"/>
    <w:rsid w:val="003E5315"/>
    <w:rsid w:val="00400F43"/>
    <w:rsid w:val="00402FCB"/>
    <w:rsid w:val="00405BE6"/>
    <w:rsid w:val="00410929"/>
    <w:rsid w:val="00417D77"/>
    <w:rsid w:val="00432016"/>
    <w:rsid w:val="004460F7"/>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355AA"/>
    <w:rsid w:val="00740548"/>
    <w:rsid w:val="007517B8"/>
    <w:rsid w:val="00771415"/>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08F4"/>
    <w:rsid w:val="00AF45D0"/>
    <w:rsid w:val="00AF54E1"/>
    <w:rsid w:val="00AF57F7"/>
    <w:rsid w:val="00AF670D"/>
    <w:rsid w:val="00B02A22"/>
    <w:rsid w:val="00B064F0"/>
    <w:rsid w:val="00B12E60"/>
    <w:rsid w:val="00B15C9D"/>
    <w:rsid w:val="00B21F31"/>
    <w:rsid w:val="00B24B90"/>
    <w:rsid w:val="00B2572E"/>
    <w:rsid w:val="00B31281"/>
    <w:rsid w:val="00B53161"/>
    <w:rsid w:val="00B646E5"/>
    <w:rsid w:val="00B7543A"/>
    <w:rsid w:val="00B76A08"/>
    <w:rsid w:val="00B76E76"/>
    <w:rsid w:val="00B86799"/>
    <w:rsid w:val="00BF018F"/>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071BB"/>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04DB"/>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1D5C8D"/>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10929"/>
    <w:pPr>
      <w:spacing w:after="0" w:line="240" w:lineRule="auto"/>
    </w:pPr>
  </w:style>
  <w:style w:type="paragraph" w:styleId="Ballontekst">
    <w:name w:val="Balloon Text"/>
    <w:basedOn w:val="Standaard"/>
    <w:link w:val="BallontekstChar"/>
    <w:uiPriority w:val="99"/>
    <w:semiHidden/>
    <w:unhideWhenUsed/>
    <w:rsid w:val="00887D4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87D4C"/>
    <w:rPr>
      <w:rFonts w:ascii="Segoe UI" w:hAnsi="Segoe UI" w:cs="Segoe UI"/>
      <w:sz w:val="18"/>
      <w:szCs w:val="18"/>
    </w:rPr>
  </w:style>
  <w:style w:type="character" w:customStyle="1" w:styleId="GeenafstandChar">
    <w:name w:val="Geen afstand Char"/>
    <w:basedOn w:val="Standaardalinea-lettertype"/>
    <w:link w:val="Geenafstand"/>
    <w:uiPriority w:val="1"/>
    <w:rsid w:val="00A5237A"/>
  </w:style>
  <w:style w:type="table" w:styleId="Lijsttabel4-Accent5">
    <w:name w:val="List Table 4 Accent 5"/>
    <w:basedOn w:val="Standaardtabe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kstvantijdelijkeaanduiding">
    <w:name w:val="Placeholder Text"/>
    <w:basedOn w:val="Standaardalinea-lettertype"/>
    <w:uiPriority w:val="99"/>
    <w:semiHidden/>
    <w:rsid w:val="00DE08AA"/>
    <w:rPr>
      <w:color w:val="808080"/>
    </w:rPr>
  </w:style>
  <w:style w:type="paragraph" w:styleId="Normaalweb">
    <w:name w:val="Normal (Web)"/>
    <w:basedOn w:val="Standaard"/>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Standaardalinea-lettertype"/>
    <w:uiPriority w:val="99"/>
    <w:unhideWhenUsed/>
    <w:rsid w:val="008140E8"/>
    <w:rPr>
      <w:color w:val="0000FF"/>
      <w:u w:val="single"/>
    </w:rPr>
  </w:style>
  <w:style w:type="paragraph" w:styleId="Lijstalinea">
    <w:name w:val="List Paragraph"/>
    <w:basedOn w:val="Standaard"/>
    <w:uiPriority w:val="34"/>
    <w:qFormat/>
    <w:rsid w:val="008140E8"/>
    <w:pPr>
      <w:ind w:left="720"/>
      <w:contextualSpacing/>
    </w:pPr>
  </w:style>
  <w:style w:type="table" w:styleId="Tabelraster">
    <w:name w:val="Table Grid"/>
    <w:basedOn w:val="Standaardtabe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E4519F"/>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E4519F"/>
  </w:style>
  <w:style w:type="paragraph" w:styleId="Voettekst">
    <w:name w:val="footer"/>
    <w:basedOn w:val="Standaard"/>
    <w:link w:val="VoettekstChar"/>
    <w:uiPriority w:val="99"/>
    <w:unhideWhenUsed/>
    <w:rsid w:val="00E4519F"/>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E4519F"/>
  </w:style>
  <w:style w:type="character" w:customStyle="1" w:styleId="mi">
    <w:name w:val="mi"/>
    <w:basedOn w:val="Standaardalinea-lettertype"/>
    <w:rsid w:val="00B02A22"/>
  </w:style>
  <w:style w:type="character" w:customStyle="1" w:styleId="mo">
    <w:name w:val="mo"/>
    <w:basedOn w:val="Standaardalinea-lettertype"/>
    <w:rsid w:val="00B02A22"/>
  </w:style>
  <w:style w:type="character" w:customStyle="1" w:styleId="mn">
    <w:name w:val="mn"/>
    <w:basedOn w:val="Standaardalinea-lettertype"/>
    <w:rsid w:val="00B02A22"/>
  </w:style>
  <w:style w:type="table" w:styleId="Rastertabel5donker-Accent1">
    <w:name w:val="Grid Table 5 Dark Accent 1"/>
    <w:basedOn w:val="Standaardtabe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Standaard"/>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Standaardalinea-lettertype"/>
    <w:link w:val="EndNoteBibliographyTitle"/>
    <w:rsid w:val="00CB72E8"/>
    <w:rPr>
      <w:rFonts w:ascii="Calibri" w:hAnsi="Calibri" w:cs="Calibri"/>
      <w:noProof/>
      <w:lang w:val="en-US"/>
    </w:rPr>
  </w:style>
  <w:style w:type="paragraph" w:customStyle="1" w:styleId="EndNoteBibliography">
    <w:name w:val="EndNote Bibliography"/>
    <w:basedOn w:val="Standaard"/>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Standaardalinea-lettertype"/>
    <w:link w:val="EndNoteBibliography"/>
    <w:rsid w:val="00CB72E8"/>
    <w:rPr>
      <w:rFonts w:ascii="Calibri" w:hAnsi="Calibri" w:cs="Calibri"/>
      <w:noProof/>
      <w:lang w:val="en-US"/>
    </w:rPr>
  </w:style>
  <w:style w:type="character" w:customStyle="1" w:styleId="UnresolvedMention1">
    <w:name w:val="Unresolved Mention1"/>
    <w:basedOn w:val="Standaardalinea-lettertype"/>
    <w:uiPriority w:val="99"/>
    <w:semiHidden/>
    <w:unhideWhenUsed/>
    <w:rsid w:val="00CB72E8"/>
    <w:rPr>
      <w:color w:val="605E5C"/>
      <w:shd w:val="clear" w:color="auto" w:fill="E1DFDD"/>
    </w:rPr>
  </w:style>
  <w:style w:type="character" w:customStyle="1" w:styleId="UnresolvedMention2">
    <w:name w:val="Unresolved Mention2"/>
    <w:basedOn w:val="Standaardalinea-lettertype"/>
    <w:uiPriority w:val="99"/>
    <w:semiHidden/>
    <w:unhideWhenUsed/>
    <w:rsid w:val="00A748BD"/>
    <w:rPr>
      <w:color w:val="605E5C"/>
      <w:shd w:val="clear" w:color="auto" w:fill="E1DFDD"/>
    </w:rPr>
  </w:style>
  <w:style w:type="character" w:styleId="Verwijzingopmerking">
    <w:name w:val="annotation reference"/>
    <w:basedOn w:val="Standaardalinea-lettertype"/>
    <w:uiPriority w:val="99"/>
    <w:semiHidden/>
    <w:unhideWhenUsed/>
    <w:rsid w:val="00BF018F"/>
    <w:rPr>
      <w:sz w:val="16"/>
      <w:szCs w:val="16"/>
    </w:rPr>
  </w:style>
  <w:style w:type="paragraph" w:styleId="Tekstopmerking">
    <w:name w:val="annotation text"/>
    <w:basedOn w:val="Standaard"/>
    <w:link w:val="TekstopmerkingChar"/>
    <w:uiPriority w:val="99"/>
    <w:semiHidden/>
    <w:unhideWhenUsed/>
    <w:rsid w:val="00BF018F"/>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BF018F"/>
    <w:rPr>
      <w:sz w:val="20"/>
      <w:szCs w:val="20"/>
    </w:rPr>
  </w:style>
  <w:style w:type="paragraph" w:styleId="Onderwerpvanopmerking">
    <w:name w:val="annotation subject"/>
    <w:basedOn w:val="Tekstopmerking"/>
    <w:next w:val="Tekstopmerking"/>
    <w:link w:val="OnderwerpvanopmerkingChar"/>
    <w:uiPriority w:val="99"/>
    <w:semiHidden/>
    <w:unhideWhenUsed/>
    <w:rsid w:val="00BF018F"/>
    <w:rPr>
      <w:b/>
      <w:bCs/>
    </w:rPr>
  </w:style>
  <w:style w:type="character" w:customStyle="1" w:styleId="OnderwerpvanopmerkingChar">
    <w:name w:val="Onderwerp van opmerking Char"/>
    <w:basedOn w:val="TekstopmerkingChar"/>
    <w:link w:val="Onderwerpvanopmerking"/>
    <w:uiPriority w:val="99"/>
    <w:semiHidden/>
    <w:rsid w:val="00BF01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ho.int/news-room/fact-sheets/detail/salmonella-(non-typhoid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c.europa.eu/eurostat/statistics-explained/index.php?title=Population_and_population_change_statistic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ourworldindata.org/life-expecta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E1D7F-D87B-4BF7-B067-E4CFBA683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32</Pages>
  <Words>8564</Words>
  <Characters>48817</Characters>
  <Application>Microsoft Office Word</Application>
  <DocSecurity>0</DocSecurity>
  <Lines>406</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Jaap Wagenaar</cp:lastModifiedBy>
  <cp:revision>7</cp:revision>
  <cp:lastPrinted>2020-03-13T13:54:00Z</cp:lastPrinted>
  <dcterms:created xsi:type="dcterms:W3CDTF">2022-08-29T03:24:00Z</dcterms:created>
  <dcterms:modified xsi:type="dcterms:W3CDTF">2022-08-29T06:32:00Z</dcterms:modified>
</cp:coreProperties>
</file>